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ins w:author="Muhammad Ardiansyah" w:id="0" w:date="2024-09-13T09:36:41Z"/>
        </w:rPr>
      </w:pPr>
      <w:r w:rsidDel="00000000" w:rsidR="00000000" w:rsidRPr="00000000">
        <w:rPr>
          <w:rtl w:val="0"/>
        </w:rPr>
        <w:t xml:space="preserve">1Tutorial Instalasi Ubuntu</w:t>
      </w:r>
      <w:ins w:author="Muhammad Ardiansyah" w:id="0" w:date="2024-09-13T09:36:41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02">
      <w:pPr>
        <w:rPr>
          <w:ins w:author="Muhammad Ardiansyah" w:id="0" w:date="2024-09-13T09:36:41Z"/>
        </w:rPr>
      </w:pPr>
      <w:ins w:author="Muhammad Ardiansyah" w:id="0" w:date="2024-09-13T09:36:41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03">
      <w:pPr>
        <w:rPr/>
      </w:pPr>
      <w:ins w:author="Muhammad Ardiansyah" w:id="0" w:date="2024-09-13T09:36:41Z">
        <w:r w:rsidDel="00000000" w:rsidR="00000000" w:rsidRPr="00000000">
          <w:rPr>
            <w:rtl w:val="0"/>
          </w:rPr>
          <w:t xml:space="preserve">instalasi ini mengunakan software Virtualbox dan menggunakan OS ubuntu 22.04</w:t>
        </w:r>
      </w:ins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ins w:author="Muhammad Ardiansyah" w:id="1" w:date="2024-09-13T09:33:14Z"/>
        </w:rPr>
      </w:pPr>
      <w:r w:rsidDel="00000000" w:rsidR="00000000" w:rsidRPr="00000000">
        <w:rPr>
          <w:rtl w:val="0"/>
        </w:rPr>
        <w:br w:type="textWrapping"/>
      </w:r>
      <w:ins w:author="Muhammad Ardiansyah" w:id="1" w:date="2024-09-13T09:33:14Z">
        <w:r w:rsidDel="00000000" w:rsidR="00000000" w:rsidRPr="00000000">
          <w:rPr/>
          <w:drawing>
            <wp:inline distB="114300" distT="114300" distL="114300" distR="114300">
              <wp:extent cx="5731200" cy="3213100"/>
              <wp:effectExtent b="0" l="0" r="0" t="0"/>
              <wp:docPr id="16" name="image14.png"/>
              <a:graphic>
                <a:graphicData uri="http://schemas.openxmlformats.org/drawingml/2006/picture">
                  <pic:pic>
                    <pic:nvPicPr>
                      <pic:cNvPr id="0" name="image14.png"/>
                      <pic:cNvPicPr preferRelativeResize="0"/>
                    </pic:nvPicPr>
                    <pic:blipFill>
                      <a:blip r:embed="rId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2131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rPr>
          <w:ins w:author="Muhammad Ardiansyah" w:id="1" w:date="2024-09-13T09:33:14Z"/>
          <w:u w:val="none"/>
        </w:rPr>
      </w:pPr>
      <w:ins w:author="Muhammad Ardiansyah" w:id="1" w:date="2024-09-13T09:33:14Z">
        <w:r w:rsidDel="00000000" w:rsidR="00000000" w:rsidRPr="00000000">
          <w:rPr>
            <w:rtl w:val="0"/>
          </w:rPr>
          <w:t xml:space="preserve">ini adalah tampilan awal virtualbox. pertama klik new. untuk membuat virtualisasi baru</w:t>
        </w:r>
      </w:ins>
    </w:p>
    <w:p w:rsidR="00000000" w:rsidDel="00000000" w:rsidP="00000000" w:rsidRDefault="00000000" w:rsidRPr="00000000" w14:paraId="00000006">
      <w:pPr>
        <w:rPr>
          <w:ins w:author="Muhammad Ardiansyah" w:id="1" w:date="2024-09-13T09:33:14Z"/>
        </w:rPr>
      </w:pPr>
      <w:ins w:author="Muhammad Ardiansyah" w:id="1" w:date="2024-09-13T09:33:14Z">
        <w:r w:rsidDel="00000000" w:rsidR="00000000" w:rsidRPr="00000000">
          <w:rPr/>
          <w:drawing>
            <wp:inline distB="114300" distT="114300" distL="114300" distR="114300">
              <wp:extent cx="5731200" cy="3035300"/>
              <wp:effectExtent b="0" l="0" r="0" t="0"/>
              <wp:docPr id="11" name="image18.png"/>
              <a:graphic>
                <a:graphicData uri="http://schemas.openxmlformats.org/drawingml/2006/picture">
                  <pic:pic>
                    <pic:nvPicPr>
                      <pic:cNvPr id="0" name="image18.png"/>
                      <pic:cNvPicPr preferRelativeResize="0"/>
                    </pic:nvPicPr>
                    <pic:blipFill>
                      <a:blip r:embed="rId7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35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720" w:hanging="360"/>
        <w:rPr>
          <w:ins w:author="Muhammad Ardiansyah" w:id="2" w:date="2024-09-13T09:39:10Z"/>
          <w:u w:val="none"/>
        </w:rPr>
      </w:pPr>
      <w:ins w:author="Muhammad Ardiansyah" w:id="2" w:date="2024-09-13T09:39:10Z">
        <w:r w:rsidDel="00000000" w:rsidR="00000000" w:rsidRPr="00000000">
          <w:rPr>
            <w:rtl w:val="0"/>
          </w:rPr>
          <w:t xml:space="preserve">Name : disini membuat nama virtualisasi yang diinginkan</w:t>
        </w:r>
      </w:ins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rPr>
          <w:ins w:author="Muhammad Ardiansyah" w:id="2" w:date="2024-09-13T09:39:10Z"/>
          <w:u w:val="none"/>
        </w:rPr>
      </w:pPr>
      <w:ins w:author="Muhammad Ardiansyah" w:id="2" w:date="2024-09-13T09:39:10Z">
        <w:r w:rsidDel="00000000" w:rsidR="00000000" w:rsidRPr="00000000">
          <w:rPr>
            <w:rtl w:val="0"/>
          </w:rPr>
          <w:t xml:space="preserve">Folder : cari Disk dan folder di mana ingin menyimpan file Vm</w:t>
        </w:r>
      </w:ins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rPr>
          <w:u w:val="none"/>
          <w:rPrChange w:author="Muhammad Ardiansyah" w:id="3" w:date="2024-09-13T09:39:10Z">
            <w:rPr/>
          </w:rPrChange>
        </w:rPr>
        <w:pPrChange w:author="Muhammad Ardiansyah" w:id="0" w:date="2024-09-13T09:39:10Z">
          <w:pPr/>
        </w:pPrChange>
      </w:pPr>
      <w:ins w:author="Muhammad Ardiansyah" w:id="2" w:date="2024-09-13T09:39:10Z">
        <w:r w:rsidDel="00000000" w:rsidR="00000000" w:rsidRPr="00000000">
          <w:rPr>
            <w:rtl w:val="0"/>
          </w:rPr>
          <w:t xml:space="preserve">iso image : cari file iso instalsasi OS contoh saat ini akan intasll ubuntu. maka pilih ubuntu</w:t>
        </w:r>
      </w:ins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ins w:author="Muhammad Ardiansyah" w:id="4" w:date="2024-09-13T09:41:17Z"/>
        </w:rPr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ins w:author="Muhammad Ardiansyah" w:id="4" w:date="2024-09-13T09:41:17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720" w:hanging="360"/>
        <w:rPr>
          <w:ins w:author="Muhammad Ardiansyah" w:id="4" w:date="2024-09-13T09:41:17Z"/>
          <w:u w:val="none"/>
        </w:rPr>
      </w:pPr>
      <w:ins w:author="Muhammad Ardiansyah" w:id="4" w:date="2024-09-13T09:41:17Z">
        <w:r w:rsidDel="00000000" w:rsidR="00000000" w:rsidRPr="00000000">
          <w:rPr>
            <w:rtl w:val="0"/>
          </w:rPr>
          <w:t xml:space="preserve">Username and password : ini username dan password sesuka kita</w:t>
        </w:r>
      </w:ins>
    </w:p>
    <w:p w:rsidR="00000000" w:rsidDel="00000000" w:rsidP="00000000" w:rsidRDefault="00000000" w:rsidRPr="00000000" w14:paraId="0000000F">
      <w:pPr>
        <w:numPr>
          <w:ilvl w:val="0"/>
          <w:numId w:val="2"/>
        </w:numPr>
        <w:ind w:left="720" w:hanging="360"/>
        <w:rPr>
          <w:u w:val="none"/>
          <w:rPrChange w:author="Muhammad Ardiansyah" w:id="5" w:date="2024-09-13T09:41:17Z">
            <w:rPr/>
          </w:rPrChange>
        </w:rPr>
        <w:pPrChange w:author="Muhammad Ardiansyah" w:id="0" w:date="2024-09-13T09:41:17Z">
          <w:pPr/>
        </w:pPrChange>
      </w:pPr>
      <w:ins w:author="Muhammad Ardiansyah" w:id="4" w:date="2024-09-13T09:41:17Z">
        <w:r w:rsidDel="00000000" w:rsidR="00000000" w:rsidRPr="00000000">
          <w:rPr>
            <w:rtl w:val="0"/>
          </w:rPr>
          <w:t xml:space="preserve">aditional options : isi Hostname dengan syarat tidak ada spasi dan tidak ada gambar karakter</w:t>
        </w:r>
      </w:ins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ins w:author="Muhammad Ardiansyah" w:id="6" w:date="2024-09-13T09:34:22Z"/>
        </w:rPr>
      </w:pPr>
      <w:ins w:author="Muhammad Ardiansyah" w:id="6" w:date="2024-09-13T09:34:22Z">
        <w:r w:rsidDel="00000000" w:rsidR="00000000" w:rsidRPr="00000000">
          <w:rPr/>
          <w:drawing>
            <wp:inline distB="114300" distT="114300" distL="114300" distR="114300">
              <wp:extent cx="5731200" cy="3086100"/>
              <wp:effectExtent b="0" l="0" r="0" t="0"/>
              <wp:docPr id="12" name="image13.png"/>
              <a:graphic>
                <a:graphicData uri="http://schemas.openxmlformats.org/drawingml/2006/picture">
                  <pic:pic>
                    <pic:nvPicPr>
                      <pic:cNvPr id="0" name="image13.png"/>
                      <pic:cNvPicPr preferRelativeResize="0"/>
                    </pic:nvPicPr>
                    <pic:blipFill>
                      <a:blip r:embed="rId9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861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720" w:hanging="360"/>
        <w:rPr>
          <w:u w:val="none"/>
          <w:rPrChange w:author="Muhammad Ardiansyah" w:id="7" w:date="2024-09-13T09:34:22Z">
            <w:rPr/>
          </w:rPrChange>
        </w:rPr>
        <w:pPrChange w:author="Muhammad Ardiansyah" w:id="0" w:date="2024-09-13T09:34:22Z">
          <w:pPr/>
        </w:pPrChange>
      </w:pPr>
      <w:ins w:author="Muhammad Ardiansyah" w:id="6" w:date="2024-09-13T09:34:22Z">
        <w:r w:rsidDel="00000000" w:rsidR="00000000" w:rsidRPr="00000000">
          <w:rPr>
            <w:rtl w:val="0"/>
          </w:rPr>
          <w:t xml:space="preserve">Hardware : isi hardware jangan lebih dari spesifikasi hardware yang dipunya</w:t>
        </w:r>
      </w:ins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ins w:author="Muhammad Ardiansyah" w:id="8" w:date="2024-09-13T09:43:45Z"/>
        </w:rPr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ins w:author="Muhammad Ardiansyah" w:id="8" w:date="2024-09-13T09:43:45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rPr>
          <w:u w:val="none"/>
          <w:rPrChange w:author="Muhammad Ardiansyah" w:id="9" w:date="2024-09-13T09:43:45Z">
            <w:rPr/>
          </w:rPrChange>
        </w:rPr>
        <w:pPrChange w:author="Muhammad Ardiansyah" w:id="0" w:date="2024-09-13T09:43:45Z">
          <w:pPr/>
        </w:pPrChange>
      </w:pPr>
      <w:ins w:author="Muhammad Ardiansyah" w:id="8" w:date="2024-09-13T09:43:45Z">
        <w:r w:rsidDel="00000000" w:rsidR="00000000" w:rsidRPr="00000000">
          <w:rPr>
            <w:rtl w:val="0"/>
          </w:rPr>
          <w:t xml:space="preserve">Creat VHD : disk size sesuai kan dengan hardiks yang di inginkan. minimal membuat 25GB untuk ubuntu.</w:t>
        </w:r>
      </w:ins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ins w:author="Muhammad Ardiansyah" w:id="10" w:date="2024-09-13T09:44:48Z"/>
        </w:rPr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ins w:author="Muhammad Ardiansyah" w:id="10" w:date="2024-09-13T09:44:48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  <w:rPr>
          <w:u w:val="none"/>
          <w:rPrChange w:author="Muhammad Ardiansyah" w:id="11" w:date="2024-09-13T09:44:48Z">
            <w:rPr/>
          </w:rPrChange>
        </w:rPr>
        <w:pPrChange w:author="Muhammad Ardiansyah" w:id="0" w:date="2024-09-13T09:44:48Z">
          <w:pPr/>
        </w:pPrChange>
      </w:pPr>
      <w:ins w:author="Muhammad Ardiansyah" w:id="10" w:date="2024-09-13T09:44:48Z">
        <w:r w:rsidDel="00000000" w:rsidR="00000000" w:rsidRPr="00000000">
          <w:rPr>
            <w:rtl w:val="0"/>
          </w:rPr>
          <w:t xml:space="preserve">Setelah ini selesai atau finish</w:t>
        </w:r>
      </w:ins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ins w:author="Muhammad Ardiansyah" w:id="12" w:date="2024-09-13T09:45:05Z"/>
        </w:rPr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ins w:author="Muhammad Ardiansyah" w:id="12" w:date="2024-09-13T09:45:05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  <w:rPr>
          <w:u w:val="none"/>
          <w:rPrChange w:author="Muhammad Ardiansyah" w:id="13" w:date="2024-09-13T09:45:05Z">
            <w:rPr/>
          </w:rPrChange>
        </w:rPr>
        <w:pPrChange w:author="Muhammad Ardiansyah" w:id="0" w:date="2024-09-13T09:45:05Z">
          <w:pPr/>
        </w:pPrChange>
      </w:pPr>
      <w:ins w:author="Muhammad Ardiansyah" w:id="12" w:date="2024-09-13T09:45:05Z">
        <w:r w:rsidDel="00000000" w:rsidR="00000000" w:rsidRPr="00000000">
          <w:rPr>
            <w:rtl w:val="0"/>
          </w:rPr>
          <w:t xml:space="preserve">ini adalah contoh bahwa file vm sudah terbuat. maka dia akan berjalan secara otomatis</w:t>
        </w:r>
      </w:ins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ins w:author="Muhammad Ardiansyah" w:id="14" w:date="2024-09-13T09:51:09Z"/>
        </w:rPr>
      </w:pP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ins w:author="Muhammad Ardiansyah" w:id="14" w:date="2024-09-13T09:51:09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  <w:rPr>
          <w:u w:val="none"/>
          <w:rPrChange w:author="Muhammad Ardiansyah" w:id="15" w:date="2024-09-13T09:51:09Z">
            <w:rPr/>
          </w:rPrChange>
        </w:rPr>
        <w:pPrChange w:author="Muhammad Ardiansyah" w:id="0" w:date="2024-09-13T09:51:09Z">
          <w:pPr/>
        </w:pPrChange>
      </w:pPr>
      <w:ins w:author="Muhammad Ardiansyah" w:id="14" w:date="2024-09-13T09:51:09Z">
        <w:r w:rsidDel="00000000" w:rsidR="00000000" w:rsidRPr="00000000">
          <w:rPr>
            <w:rtl w:val="0"/>
          </w:rPr>
          <w:t xml:space="preserve">Proses instalasi ubuntu Sudah di mulai. di moment ini hanya menunggu sajah selesai dibuat</w:t>
        </w:r>
      </w:ins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ins w:author="Muhammad Ardiansyah" w:id="16" w:date="2024-09-13T09:51:44Z"/>
        </w:rPr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ins w:author="Muhammad Ardiansyah" w:id="16" w:date="2024-09-13T09:51:44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720" w:hanging="360"/>
        <w:rPr>
          <w:ins w:author="Muhammad Ardiansyah" w:id="16" w:date="2024-09-13T09:51:44Z"/>
          <w:u w:val="none"/>
        </w:rPr>
      </w:pPr>
      <w:ins w:author="Muhammad Ardiansyah" w:id="16" w:date="2024-09-13T09:51:44Z">
        <w:r w:rsidDel="00000000" w:rsidR="00000000" w:rsidRPr="00000000">
          <w:rPr>
            <w:rtl w:val="0"/>
          </w:rPr>
          <w:t xml:space="preserve">Os berhasil di install</w:t>
        </w:r>
      </w:ins>
    </w:p>
    <w:p w:rsidR="00000000" w:rsidDel="00000000" w:rsidP="00000000" w:rsidRDefault="00000000" w:rsidRPr="00000000" w14:paraId="0000001E">
      <w:pPr>
        <w:rPr>
          <w:ins w:author="Muhammad Ardiansyah" w:id="16" w:date="2024-09-13T09:51:44Z"/>
        </w:rPr>
      </w:pPr>
      <w:ins w:author="Muhammad Ardiansyah" w:id="16" w:date="2024-09-13T09:51:44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1F">
      <w:pPr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PrChange w:author="Muhammad Ardiansyah" w:id="17" w:date="2024-09-13T09:51:44Z">
            <w:rPr/>
          </w:rPrChange>
        </w:rPr>
        <w:pPrChange w:author="Muhammad Ardiansyah" w:id="0" w:date="2024-09-13T09:51:44Z">
          <w:pPr/>
        </w:pPrChange>
      </w:pPr>
      <w:ins w:author="Muhammad Ardiansyah" w:id="16" w:date="2024-09-13T09:51:44Z">
        <w:r w:rsidDel="00000000" w:rsidR="00000000" w:rsidRPr="00000000">
          <w:rPr>
            <w:rtl w:val="0"/>
          </w:rPr>
          <w:t xml:space="preserve">ini adalah link vidio telah berhasil nya di install vm ubuntu</w:t>
        </w:r>
      </w:ins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hyperlink r:id="rId15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ubuntu.mp4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ins w:author="Muhammad Ardiansyah" w:id="18" w:date="2024-09-13T10:07:56Z"/>
        </w:rPr>
      </w:pPr>
      <w:ins w:author="Muhammad Ardiansyah" w:id="18" w:date="2024-09-13T10:07:5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24">
      <w:pPr>
        <w:rPr>
          <w:ins w:author="Muhammad Ardiansyah" w:id="18" w:date="2024-09-13T10:07:56Z"/>
        </w:rPr>
      </w:pPr>
      <w:ins w:author="Muhammad Ardiansyah" w:id="18" w:date="2024-09-13T10:07:5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25">
      <w:pPr>
        <w:rPr>
          <w:ins w:author="Muhammad Ardiansyah" w:id="18" w:date="2024-09-13T10:07:56Z"/>
        </w:rPr>
      </w:pPr>
      <w:ins w:author="Muhammad Ardiansyah" w:id="18" w:date="2024-09-13T10:07:5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26">
      <w:pPr>
        <w:rPr>
          <w:ins w:author="Muhammad Ardiansyah" w:id="18" w:date="2024-09-13T10:07:56Z"/>
        </w:rPr>
      </w:pPr>
      <w:ins w:author="Muhammad Ardiansyah" w:id="18" w:date="2024-09-13T10:07:5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27">
      <w:pPr>
        <w:rPr>
          <w:ins w:author="Muhammad Ardiansyah" w:id="18" w:date="2024-09-13T10:07:56Z"/>
        </w:rPr>
      </w:pPr>
      <w:ins w:author="Muhammad Ardiansyah" w:id="18" w:date="2024-09-13T10:07:5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28">
      <w:pPr>
        <w:rPr>
          <w:ins w:author="Muhammad Ardiansyah" w:id="18" w:date="2024-09-13T10:07:56Z"/>
        </w:rPr>
      </w:pPr>
      <w:ins w:author="Muhammad Ardiansyah" w:id="18" w:date="2024-09-13T10:07:5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29">
      <w:pPr>
        <w:rPr>
          <w:ins w:author="Muhammad Ardiansyah" w:id="18" w:date="2024-09-13T10:07:56Z"/>
        </w:rPr>
      </w:pPr>
      <w:ins w:author="Muhammad Ardiansyah" w:id="18" w:date="2024-09-13T10:07:5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2A">
      <w:pPr>
        <w:rPr>
          <w:ins w:author="Muhammad Ardiansyah" w:id="18" w:date="2024-09-13T10:07:56Z"/>
        </w:rPr>
      </w:pPr>
      <w:ins w:author="Muhammad Ardiansyah" w:id="18" w:date="2024-09-13T10:07:5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2B">
      <w:pPr>
        <w:rPr>
          <w:ins w:author="Muhammad Ardiansyah" w:id="18" w:date="2024-09-13T10:07:56Z"/>
        </w:rPr>
      </w:pPr>
      <w:ins w:author="Muhammad Ardiansyah" w:id="18" w:date="2024-09-13T10:07:5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2C">
      <w:pPr>
        <w:rPr>
          <w:ins w:author="Muhammad Ardiansyah" w:id="18" w:date="2024-09-13T10:07:56Z"/>
        </w:rPr>
      </w:pPr>
      <w:ins w:author="Muhammad Ardiansyah" w:id="18" w:date="2024-09-13T10:07:5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2D">
      <w:pPr>
        <w:rPr>
          <w:ins w:author="Muhammad Ardiansyah" w:id="18" w:date="2024-09-13T10:07:56Z"/>
        </w:rPr>
      </w:pPr>
      <w:ins w:author="Muhammad Ardiansyah" w:id="18" w:date="2024-09-13T10:07:5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2E">
      <w:pPr>
        <w:rPr>
          <w:ins w:author="Muhammad Ardiansyah" w:id="18" w:date="2024-09-13T10:07:56Z"/>
        </w:rPr>
      </w:pPr>
      <w:ins w:author="Muhammad Ardiansyah" w:id="18" w:date="2024-09-13T10:07:5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2F">
      <w:pPr>
        <w:rPr>
          <w:ins w:author="Muhammad Ardiansyah" w:id="18" w:date="2024-09-13T10:07:56Z"/>
        </w:rPr>
      </w:pPr>
      <w:ins w:author="Muhammad Ardiansyah" w:id="18" w:date="2024-09-13T10:07:5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30">
      <w:pPr>
        <w:rPr>
          <w:ins w:author="Muhammad Ardiansyah" w:id="18" w:date="2024-09-13T10:07:56Z"/>
        </w:rPr>
      </w:pPr>
      <w:ins w:author="Muhammad Ardiansyah" w:id="18" w:date="2024-09-13T10:07:5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31">
      <w:pPr>
        <w:rPr>
          <w:ins w:author="Muhammad Ardiansyah" w:id="18" w:date="2024-09-13T10:07:56Z"/>
        </w:rPr>
      </w:pPr>
      <w:ins w:author="Muhammad Ardiansyah" w:id="18" w:date="2024-09-13T10:07:5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32">
      <w:pPr>
        <w:rPr>
          <w:ins w:author="Muhammad Ardiansyah" w:id="18" w:date="2024-09-13T10:07:56Z"/>
        </w:rPr>
      </w:pPr>
      <w:ins w:author="Muhammad Ardiansyah" w:id="18" w:date="2024-09-13T10:07:5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33">
      <w:pPr>
        <w:rPr>
          <w:ins w:author="Muhammad Ardiansyah" w:id="18" w:date="2024-09-13T10:07:56Z"/>
        </w:rPr>
      </w:pPr>
      <w:ins w:author="Muhammad Ardiansyah" w:id="18" w:date="2024-09-13T10:07:5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ins w:author="Muhammad Ardiansyah" w:id="19" w:date="2024-09-13T10:39:05Z"/>
          <w:b w:val="1"/>
        </w:rPr>
      </w:pPr>
      <w:r w:rsidDel="00000000" w:rsidR="00000000" w:rsidRPr="00000000">
        <w:rPr>
          <w:b w:val="1"/>
          <w:rtl w:val="0"/>
        </w:rPr>
        <w:t xml:space="preserve">Instalasi Debian dengan Virtual Box</w:t>
      </w:r>
      <w:ins w:author="Muhammad Ardiansyah" w:id="19" w:date="2024-09-13T10:39:05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36">
      <w:pPr>
        <w:jc w:val="center"/>
        <w:rPr>
          <w:ins w:author="Muhammad Ardiansyah" w:id="19" w:date="2024-09-13T10:39:05Z"/>
          <w:b w:val="1"/>
        </w:rPr>
      </w:pPr>
      <w:ins w:author="Muhammad Ardiansyah" w:id="19" w:date="2024-09-13T10:39:05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37">
      <w:pPr>
        <w:rPr>
          <w:ins w:author="Muhammad Ardiansyah" w:id="19" w:date="2024-09-13T10:39:05Z"/>
          <w:b w:val="1"/>
        </w:rPr>
      </w:pPr>
      <w:ins w:author="Muhammad Ardiansyah" w:id="19" w:date="2024-09-13T10:39:05Z">
        <w:r w:rsidDel="00000000" w:rsidR="00000000" w:rsidRPr="00000000">
          <w:rPr>
            <w:b w:val="1"/>
            <w:rtl w:val="0"/>
          </w:rPr>
          <w:t xml:space="preserve">instalasi ini mengunakan software Virtualbox dan menggunakan OS Debian 12</w:t>
        </w:r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38">
      <w:pPr>
        <w:jc w:val="center"/>
        <w:rPr>
          <w:ins w:author="Muhammad Ardiansyah" w:id="19" w:date="2024-09-13T10:39:05Z"/>
          <w:b w:val="1"/>
        </w:rPr>
      </w:pPr>
      <w:ins w:author="Muhammad Ardiansyah" w:id="19" w:date="2024-09-13T10:39:05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39">
      <w:pPr>
        <w:jc w:val="center"/>
        <w:rPr>
          <w:ins w:author="Muhammad Ardiansyah" w:id="19" w:date="2024-09-13T10:39:05Z"/>
          <w:b w:val="1"/>
        </w:rPr>
      </w:pPr>
      <w:ins w:author="Muhammad Ardiansyah" w:id="19" w:date="2024-09-13T10:39:05Z">
        <w:r w:rsidDel="00000000" w:rsidR="00000000" w:rsidRPr="00000000">
          <w:rPr>
            <w:b w:val="1"/>
          </w:rPr>
          <w:drawing>
            <wp:inline distB="114300" distT="114300" distL="114300" distR="114300">
              <wp:extent cx="5731200" cy="3225800"/>
              <wp:effectExtent b="0" l="0" r="0" t="0"/>
              <wp:docPr id="15" name="image15.png"/>
              <a:graphic>
                <a:graphicData uri="http://schemas.openxmlformats.org/drawingml/2006/picture">
                  <pic:pic>
                    <pic:nvPicPr>
                      <pic:cNvPr id="0" name="image15.png"/>
                      <pic:cNvPicPr preferRelativeResize="0"/>
                    </pic:nvPicPr>
                    <pic:blipFill>
                      <a:blip r:embed="rId1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225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  <w:jc w:val="left"/>
        <w:rPr>
          <w:ins w:author="Muhammad Ardiansyah" w:id="19" w:date="2024-09-13T10:39:05Z"/>
        </w:rPr>
      </w:pPr>
      <w:ins w:author="Muhammad Ardiansyah" w:id="19" w:date="2024-09-13T10:39:05Z">
        <w:r w:rsidDel="00000000" w:rsidR="00000000" w:rsidRPr="00000000">
          <w:rPr>
            <w:b w:val="1"/>
            <w:rtl w:val="0"/>
          </w:rPr>
          <w:t xml:space="preserve">Buat File Vm baru . klik new atau gambar yang di tandai</w:t>
        </w:r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3B">
      <w:pPr>
        <w:jc w:val="center"/>
        <w:rPr>
          <w:ins w:author="Muhammad Ardiansyah" w:id="19" w:date="2024-09-13T10:39:05Z"/>
          <w:b w:val="1"/>
        </w:rPr>
      </w:pPr>
      <w:ins w:author="Muhammad Ardiansyah" w:id="19" w:date="2024-09-13T10:39:05Z">
        <w:r w:rsidDel="00000000" w:rsidR="00000000" w:rsidRPr="00000000">
          <w:rPr>
            <w:b w:val="1"/>
          </w:rPr>
          <w:drawing>
            <wp:inline distB="114300" distT="114300" distL="114300" distR="114300">
              <wp:extent cx="5731200" cy="3086100"/>
              <wp:effectExtent b="0" l="0" r="0" t="0"/>
              <wp:docPr id="17" name="image21.png"/>
              <a:graphic>
                <a:graphicData uri="http://schemas.openxmlformats.org/drawingml/2006/picture">
                  <pic:pic>
                    <pic:nvPicPr>
                      <pic:cNvPr id="0" name="image21.png"/>
                      <pic:cNvPicPr preferRelativeResize="0"/>
                    </pic:nvPicPr>
                    <pic:blipFill>
                      <a:blip r:embed="rId17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861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  <w:jc w:val="both"/>
        <w:rPr>
          <w:ins w:author="Muhammad Ardiansyah" w:id="20" w:date="2024-09-13T10:44:04Z"/>
        </w:rPr>
      </w:pPr>
      <w:ins w:author="Muhammad Ardiansyah" w:id="20" w:date="2024-09-13T10:44:04Z">
        <w:r w:rsidDel="00000000" w:rsidR="00000000" w:rsidRPr="00000000">
          <w:rPr>
            <w:rtl w:val="0"/>
            <w:rPrChange w:author="Muhammad Ardiansyah" w:id="21" w:date="2024-09-13T10:39:05Z">
              <w:rPr>
                <w:b w:val="1"/>
              </w:rPr>
            </w:rPrChange>
          </w:rPr>
          <w:t xml:space="preserve">Name </w:t>
        </w:r>
        <w:r w:rsidDel="00000000" w:rsidR="00000000" w:rsidRPr="00000000">
          <w:rPr>
            <w:rtl w:val="0"/>
            <w:rPrChange w:author="Muhammad Ardiansyah" w:id="21" w:date="2024-09-13T10:39:05Z">
              <w:rPr>
                <w:b w:val="1"/>
              </w:rPr>
            </w:rPrChange>
          </w:rPr>
          <w:t xml:space="preserve"> : disini membuat nama virtualisasi yang diinginkan</w:t>
        </w:r>
      </w:ins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ins w:author="Muhammad Ardiansyah" w:id="20" w:date="2024-09-13T10:44:04Z"/>
        </w:rPr>
      </w:pPr>
      <w:ins w:author="Muhammad Ardiansyah" w:id="20" w:date="2024-09-13T10:44:04Z">
        <w:r w:rsidDel="00000000" w:rsidR="00000000" w:rsidRPr="00000000">
          <w:rPr>
            <w:rtl w:val="0"/>
            <w:rPrChange w:author="Muhammad Ardiansyah" w:id="21" w:date="2024-09-13T10:39:05Z">
              <w:rPr>
                <w:b w:val="1"/>
              </w:rPr>
            </w:rPrChange>
          </w:rPr>
          <w:t xml:space="preserve">Folder : cari Disk dan folder di mana ingin menyimpan file Vm</w:t>
        </w:r>
      </w:ins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PrChange w:author="Muhammad Ardiansyah" w:id="22" w:date="2024-09-13T10:44:04Z">
            <w:rPr>
              <w:b w:val="1"/>
            </w:rPr>
          </w:rPrChange>
        </w:rPr>
        <w:pPrChange w:author="Muhammad Ardiansyah" w:id="0" w:date="2024-09-13T10:44:04Z">
          <w:pPr>
            <w:jc w:val="center"/>
          </w:pPr>
        </w:pPrChange>
      </w:pPr>
      <w:ins w:author="Muhammad Ardiansyah" w:id="20" w:date="2024-09-13T10:44:04Z">
        <w:r w:rsidDel="00000000" w:rsidR="00000000" w:rsidRPr="00000000">
          <w:rPr>
            <w:rtl w:val="0"/>
            <w:rPrChange w:author="Muhammad Ardiansyah" w:id="21" w:date="2024-09-13T10:39:05Z">
              <w:rPr>
                <w:b w:val="1"/>
              </w:rPr>
            </w:rPrChange>
          </w:rPr>
          <w:t xml:space="preserve">iso image : cari file iso instalsasi OS contoh saat ini akan intasll Debian. maka pilih Debian</w:t>
        </w:r>
      </w:ins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ins w:author="Muhammad Ardiansyah" w:id="23" w:date="2024-09-13T10:41:20Z"/>
        </w:rPr>
      </w:pPr>
      <w:ins w:author="Muhammad Ardiansyah" w:id="23" w:date="2024-09-13T10:41:20Z">
        <w:r w:rsidDel="00000000" w:rsidR="00000000" w:rsidRPr="00000000">
          <w:rPr/>
          <w:drawing>
            <wp:inline distB="114300" distT="114300" distL="114300" distR="114300">
              <wp:extent cx="5731200" cy="3073400"/>
              <wp:effectExtent b="0" l="0" r="0" t="0"/>
              <wp:docPr id="21" name="image20.png"/>
              <a:graphic>
                <a:graphicData uri="http://schemas.openxmlformats.org/drawingml/2006/picture">
                  <pic:pic>
                    <pic:nvPicPr>
                      <pic:cNvPr id="0" name="image20.png"/>
                      <pic:cNvPicPr preferRelativeResize="0"/>
                    </pic:nvPicPr>
                    <pic:blipFill>
                      <a:blip r:embed="rId1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734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  <w:rPr>
          <w:ins w:author="Muhammad Ardiansyah" w:id="23" w:date="2024-09-13T10:41:20Z"/>
          <w:u w:val="none"/>
        </w:rPr>
      </w:pPr>
      <w:ins w:author="Muhammad Ardiansyah" w:id="23" w:date="2024-09-13T10:41:20Z">
        <w:r w:rsidDel="00000000" w:rsidR="00000000" w:rsidRPr="00000000">
          <w:rPr>
            <w:rtl w:val="0"/>
          </w:rPr>
          <w:t xml:space="preserve">Username and password : ini username dan password sesuka kita</w:t>
        </w:r>
      </w:ins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  <w:rPr>
          <w:ins w:author="Muhammad Ardiansyah" w:id="23" w:date="2024-09-13T10:41:20Z"/>
          <w:u w:val="none"/>
        </w:rPr>
      </w:pPr>
      <w:ins w:author="Muhammad Ardiansyah" w:id="23" w:date="2024-09-13T10:41:20Z">
        <w:r w:rsidDel="00000000" w:rsidR="00000000" w:rsidRPr="00000000">
          <w:rPr>
            <w:rtl w:val="0"/>
          </w:rPr>
          <w:t xml:space="preserve">aditional options : isi Hostname dengan syarat tidak ada spasi dan tidak ada gambar karakter</w:t>
        </w:r>
      </w:ins>
    </w:p>
    <w:p w:rsidR="00000000" w:rsidDel="00000000" w:rsidP="00000000" w:rsidRDefault="00000000" w:rsidRPr="00000000" w14:paraId="00000044">
      <w:pPr>
        <w:rPr>
          <w:ins w:author="Muhammad Ardiansyah" w:id="23" w:date="2024-09-13T10:41:20Z"/>
        </w:rPr>
      </w:pPr>
      <w:ins w:author="Muhammad Ardiansyah" w:id="23" w:date="2024-09-13T10:41:20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ins w:author="Muhammad Ardiansyah" w:id="24" w:date="2024-09-13T10:46:23Z"/>
        </w:rPr>
      </w:pPr>
      <w:ins w:author="Muhammad Ardiansyah" w:id="24" w:date="2024-09-13T10:46:23Z">
        <w:r w:rsidDel="00000000" w:rsidR="00000000" w:rsidRPr="00000000">
          <w:rPr/>
          <w:drawing>
            <wp:inline distB="114300" distT="114300" distL="114300" distR="114300">
              <wp:extent cx="5731200" cy="3060700"/>
              <wp:effectExtent b="0" l="0" r="0" t="0"/>
              <wp:docPr id="2" name="image11.png"/>
              <a:graphic>
                <a:graphicData uri="http://schemas.openxmlformats.org/drawingml/2006/picture">
                  <pic:pic>
                    <pic:nvPicPr>
                      <pic:cNvPr id="0" name="image11.png"/>
                      <pic:cNvPicPr preferRelativeResize="0"/>
                    </pic:nvPicPr>
                    <pic:blipFill>
                      <a:blip r:embed="rId19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607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720" w:hanging="360"/>
        <w:rPr>
          <w:u w:val="none"/>
          <w:rPrChange w:author="Muhammad Ardiansyah" w:id="25" w:date="2024-09-13T10:46:23Z">
            <w:rPr/>
          </w:rPrChange>
        </w:rPr>
        <w:pPrChange w:author="Muhammad Ardiansyah" w:id="0" w:date="2024-09-13T10:46:23Z">
          <w:pPr/>
        </w:pPrChange>
      </w:pPr>
      <w:ins w:author="Muhammad Ardiansyah" w:id="24" w:date="2024-09-13T10:46:23Z">
        <w:r w:rsidDel="00000000" w:rsidR="00000000" w:rsidRPr="00000000">
          <w:rPr>
            <w:rtl w:val="0"/>
          </w:rPr>
          <w:t xml:space="preserve">Hardware : isi hardware jangan lebih dari spesifikasi hardware yang dipunya</w:t>
        </w:r>
      </w:ins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ins w:author="Muhammad Ardiansyah" w:id="26" w:date="2024-09-13T10:42:15Z"/>
        </w:rPr>
      </w:pPr>
      <w:ins w:author="Muhammad Ardiansyah" w:id="26" w:date="2024-09-13T10:42:15Z">
        <w:r w:rsidDel="00000000" w:rsidR="00000000" w:rsidRPr="00000000">
          <w:rPr/>
          <w:drawing>
            <wp:inline distB="114300" distT="114300" distL="114300" distR="114300">
              <wp:extent cx="5731200" cy="3086100"/>
              <wp:effectExtent b="0" l="0" r="0" t="0"/>
              <wp:docPr id="4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20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0861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720" w:hanging="360"/>
        <w:rPr>
          <w:u w:val="none"/>
          <w:rPrChange w:author="Muhammad Ardiansyah" w:id="27" w:date="2024-09-13T10:42:15Z">
            <w:rPr/>
          </w:rPrChange>
        </w:rPr>
        <w:pPrChange w:author="Muhammad Ardiansyah" w:id="0" w:date="2024-09-13T10:42:15Z">
          <w:pPr/>
        </w:pPrChange>
      </w:pPr>
      <w:ins w:author="Muhammad Ardiansyah" w:id="26" w:date="2024-09-13T10:42:15Z">
        <w:r w:rsidDel="00000000" w:rsidR="00000000" w:rsidRPr="00000000">
          <w:rPr>
            <w:rtl w:val="0"/>
          </w:rPr>
          <w:t xml:space="preserve">Creat VHD : disk size sesuai kan dengan hardiks yang di inginkan. minimal membuat 20Gb untuk debian</w:t>
        </w:r>
      </w:ins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ins w:author="Muhammad Ardiansyah" w:id="28" w:date="2024-09-13T10:47:33Z"/>
        </w:rPr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ins w:author="Muhammad Ardiansyah" w:id="28" w:date="2024-09-13T10:47:33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u w:val="none"/>
          <w:rPrChange w:author="Muhammad Ardiansyah" w:id="29" w:date="2024-09-13T10:47:33Z">
            <w:rPr/>
          </w:rPrChange>
        </w:rPr>
        <w:pPrChange w:author="Muhammad Ardiansyah" w:id="0" w:date="2024-09-13T10:47:33Z">
          <w:pPr/>
        </w:pPrChange>
      </w:pPr>
      <w:ins w:author="Muhammad Ardiansyah" w:id="28" w:date="2024-09-13T10:47:33Z">
        <w:r w:rsidDel="00000000" w:rsidR="00000000" w:rsidRPr="00000000">
          <w:rPr>
            <w:rtl w:val="0"/>
          </w:rPr>
          <w:t xml:space="preserve">lalu klik finis untuk menyelesaikan setup di vm</w:t>
        </w:r>
      </w:ins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ins w:author="Muhammad Ardiansyah" w:id="30" w:date="2024-09-13T10:47:57Z"/>
        </w:rPr>
      </w:pPr>
      <w:r w:rsidDel="00000000" w:rsidR="00000000" w:rsidRPr="00000000">
        <w:rPr/>
        <w:drawing>
          <wp:inline distB="114300" distT="114300" distL="114300" distR="114300">
            <wp:extent cx="5731200" cy="1193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ins w:author="Muhammad Ardiansyah" w:id="30" w:date="2024-09-13T10:47:57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rPr>
          <w:u w:val="none"/>
          <w:rPrChange w:author="Muhammad Ardiansyah" w:id="31" w:date="2024-09-13T10:47:57Z">
            <w:rPr/>
          </w:rPrChange>
        </w:rPr>
        <w:pPrChange w:author="Muhammad Ardiansyah" w:id="0" w:date="2024-09-13T10:47:57Z">
          <w:pPr/>
        </w:pPrChange>
      </w:pPr>
      <w:ins w:author="Muhammad Ardiansyah" w:id="30" w:date="2024-09-13T10:47:57Z">
        <w:r w:rsidDel="00000000" w:rsidR="00000000" w:rsidRPr="00000000">
          <w:rPr>
            <w:rtl w:val="0"/>
          </w:rPr>
          <w:t xml:space="preserve">maka tampil hasil VM yang sudah terbentuk</w:t>
        </w:r>
      </w:ins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ins w:author="Muhammad Ardiansyah" w:id="32" w:date="2024-09-13T10:48:12Z"/>
        </w:rPr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ins w:author="Muhammad Ardiansyah" w:id="32" w:date="2024-09-13T10:48:12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50">
      <w:pPr>
        <w:numPr>
          <w:ilvl w:val="0"/>
          <w:numId w:val="1"/>
        </w:numPr>
        <w:ind w:left="720" w:hanging="360"/>
        <w:rPr>
          <w:u w:val="none"/>
          <w:rPrChange w:author="Muhammad Ardiansyah" w:id="33" w:date="2024-09-13T10:48:12Z">
            <w:rPr/>
          </w:rPrChange>
        </w:rPr>
        <w:pPrChange w:author="Muhammad Ardiansyah" w:id="0" w:date="2024-09-13T10:48:12Z">
          <w:pPr/>
        </w:pPrChange>
      </w:pPr>
      <w:ins w:author="Muhammad Ardiansyah" w:id="32" w:date="2024-09-13T10:48:12Z">
        <w:r w:rsidDel="00000000" w:rsidR="00000000" w:rsidRPr="00000000">
          <w:rPr>
            <w:rtl w:val="0"/>
          </w:rPr>
          <w:t xml:space="preserve">Klik Start untuk memulai Vm debian. lalu tunggu proses instalasi nya</w:t>
        </w:r>
      </w:ins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84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ins w:author="Muhammad Ardiansyah" w:id="34" w:date="2024-09-13T10:48:35Z"/>
        </w:rPr>
      </w:pPr>
      <w:r w:rsidDel="00000000" w:rsidR="00000000" w:rsidRPr="00000000">
        <w:rPr/>
        <w:drawing>
          <wp:inline distB="114300" distT="114300" distL="114300" distR="114300">
            <wp:extent cx="5731200" cy="41656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ins w:author="Muhammad Ardiansyah" w:id="34" w:date="2024-09-13T10:48:35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55">
      <w:pPr>
        <w:rPr>
          <w:ins w:author="Muhammad Ardiansyah" w:id="34" w:date="2024-09-13T10:48:35Z"/>
        </w:rPr>
      </w:pPr>
      <w:ins w:author="Muhammad Ardiansyah" w:id="34" w:date="2024-09-13T10:48:35Z">
        <w:r w:rsidDel="00000000" w:rsidR="00000000" w:rsidRPr="00000000">
          <w:rPr>
            <w:rtl w:val="0"/>
          </w:rPr>
          <w:t xml:space="preserve">Selesai instalasi. masukan password untuk bisa menampilkan ke layar utama debian.</w:t>
        </w:r>
      </w:ins>
    </w:p>
    <w:p w:rsidR="00000000" w:rsidDel="00000000" w:rsidP="00000000" w:rsidRDefault="00000000" w:rsidRPr="00000000" w14:paraId="00000056">
      <w:pPr>
        <w:rPr>
          <w:ins w:author="Muhammad Ardiansyah" w:id="34" w:date="2024-09-13T10:48:35Z"/>
        </w:rPr>
      </w:pPr>
      <w:ins w:author="Muhammad Ardiansyah" w:id="34" w:date="2024-09-13T10:48:35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57">
      <w:pPr>
        <w:rPr/>
      </w:pPr>
      <w:ins w:author="Muhammad Ardiansyah" w:id="34" w:date="2024-09-13T10:48:35Z">
        <w:r w:rsidDel="00000000" w:rsidR="00000000" w:rsidRPr="00000000">
          <w:rPr>
            <w:rtl w:val="0"/>
          </w:rPr>
          <w:t xml:space="preserve">ini adalah hasil contoh vidio selesai instalasi debian</w:t>
          <w:br w:type="textWrapping"/>
        </w:r>
        <w:r w:rsidDel="00000000" w:rsidR="00000000" w:rsidRPr="00000000">
          <w:fldChar w:fldCharType="begin"/>
        </w:r>
        <w:r w:rsidDel="00000000" w:rsidR="00000000" w:rsidRPr="00000000">
          <w:instrText xml:space="preserve">HYPERLINK "https://drive.google.com/file/d/1pcUFbQ-REmqlDiPjmxddD7aW7yFcvnG_/view?usp=sharing"</w:instrText>
        </w:r>
        <w:r w:rsidDel="00000000" w:rsidR="00000000" w:rsidRPr="00000000">
          <w:fldChar w:fldCharType="separate"/>
        </w:r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deb [Running] - Oracle VM VirtualBox 2024-09-13 15-38-03.mp4</w:t>
        </w:r>
        <w:r w:rsidDel="00000000" w:rsidR="00000000" w:rsidRPr="00000000">
          <w:fldChar w:fldCharType="end"/>
        </w:r>
      </w:ins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6.png"/><Relationship Id="rId21" Type="http://schemas.openxmlformats.org/officeDocument/2006/relationships/image" Target="media/image4.png"/><Relationship Id="rId24" Type="http://schemas.openxmlformats.org/officeDocument/2006/relationships/image" Target="media/image1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10.png"/><Relationship Id="rId25" Type="http://schemas.openxmlformats.org/officeDocument/2006/relationships/image" Target="media/image17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7" Type="http://schemas.openxmlformats.org/officeDocument/2006/relationships/image" Target="media/image18.png"/><Relationship Id="rId8" Type="http://schemas.openxmlformats.org/officeDocument/2006/relationships/image" Target="media/image12.png"/><Relationship Id="rId11" Type="http://schemas.openxmlformats.org/officeDocument/2006/relationships/image" Target="media/image3.png"/><Relationship Id="rId10" Type="http://schemas.openxmlformats.org/officeDocument/2006/relationships/image" Target="media/image19.png"/><Relationship Id="rId13" Type="http://schemas.openxmlformats.org/officeDocument/2006/relationships/image" Target="media/image2.png"/><Relationship Id="rId12" Type="http://schemas.openxmlformats.org/officeDocument/2006/relationships/image" Target="media/image9.png"/><Relationship Id="rId15" Type="http://schemas.openxmlformats.org/officeDocument/2006/relationships/hyperlink" Target="https://drive.google.com/file/d/1K39PJqbRSjBns_EXW8UuRxxlyJdn-gqe/view?usp=sharing" TargetMode="External"/><Relationship Id="rId14" Type="http://schemas.openxmlformats.org/officeDocument/2006/relationships/image" Target="media/image5.png"/><Relationship Id="rId17" Type="http://schemas.openxmlformats.org/officeDocument/2006/relationships/image" Target="media/image21.png"/><Relationship Id="rId16" Type="http://schemas.openxmlformats.org/officeDocument/2006/relationships/image" Target="media/image15.png"/><Relationship Id="rId19" Type="http://schemas.openxmlformats.org/officeDocument/2006/relationships/image" Target="media/image11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